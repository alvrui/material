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76" w:lineRule="auto"/>
        <w:rPr>
          <w:rFonts w:ascii="Montserrat" w:cs="Montserrat" w:eastAsia="Montserrat" w:hAnsi="Montserrat"/>
          <w:color w:val="000000"/>
          <w:sz w:val="64"/>
          <w:szCs w:val="64"/>
        </w:rPr>
      </w:pPr>
      <w:r w:rsidDel="00000000" w:rsidR="00000000" w:rsidRPr="00000000">
        <w:rPr>
          <w:rFonts w:ascii="Montserrat" w:cs="Montserrat" w:eastAsia="Montserrat" w:hAnsi="Montserrat"/>
          <w:color w:val="000000"/>
          <w:sz w:val="64"/>
          <w:szCs w:val="64"/>
          <w:rtl w:val="0"/>
        </w:rPr>
        <w:t xml:space="preserve"> </w:t>
      </w:r>
      <w:r w:rsidDel="00000000" w:rsidR="00000000" w:rsidRPr="00000000">
        <w:rPr>
          <w:rtl w:val="0"/>
        </w:rPr>
      </w:r>
    </w:p>
    <w:p w:rsidR="00000000" w:rsidDel="00000000" w:rsidP="00000000" w:rsidRDefault="00000000" w:rsidRPr="00000000" w14:paraId="00000002">
      <w:pPr>
        <w:spacing w:line="276" w:lineRule="auto"/>
        <w:rPr>
          <w:rFonts w:ascii="Montserrat" w:cs="Montserrat" w:eastAsia="Montserrat" w:hAnsi="Montserrat"/>
          <w:color w:val="000000"/>
          <w:sz w:val="64"/>
          <w:szCs w:val="64"/>
        </w:rPr>
      </w:pPr>
      <w:r w:rsidDel="00000000" w:rsidR="00000000" w:rsidRPr="00000000">
        <w:rPr>
          <w:rtl w:val="0"/>
        </w:rPr>
      </w:r>
    </w:p>
    <w:p w:rsidR="00000000" w:rsidDel="00000000" w:rsidP="00000000" w:rsidRDefault="00000000" w:rsidRPr="00000000" w14:paraId="00000003">
      <w:pPr>
        <w:spacing w:line="276" w:lineRule="auto"/>
        <w:rPr>
          <w:rFonts w:ascii="Montserrat" w:cs="Montserrat" w:eastAsia="Montserrat" w:hAnsi="Montserrat"/>
          <w:color w:val="000000"/>
          <w:sz w:val="64"/>
          <w:szCs w:val="64"/>
        </w:rPr>
      </w:pPr>
      <w:r w:rsidDel="00000000" w:rsidR="00000000" w:rsidRPr="00000000">
        <w:rPr>
          <w:rtl w:val="0"/>
        </w:rPr>
      </w:r>
    </w:p>
    <w:p w:rsidR="00000000" w:rsidDel="00000000" w:rsidP="00000000" w:rsidRDefault="00000000" w:rsidRPr="00000000" w14:paraId="00000004">
      <w:pPr>
        <w:spacing w:line="276" w:lineRule="auto"/>
        <w:rPr>
          <w:rFonts w:ascii="Montserrat" w:cs="Montserrat" w:eastAsia="Montserrat" w:hAnsi="Montserrat"/>
          <w:color w:val="000000"/>
          <w:sz w:val="64"/>
          <w:szCs w:val="64"/>
        </w:rPr>
      </w:pPr>
      <w:r w:rsidDel="00000000" w:rsidR="00000000" w:rsidRPr="00000000">
        <w:rPr>
          <w:rtl w:val="0"/>
        </w:rPr>
      </w:r>
      <w:r w:rsidDel="00000000" w:rsidR="00000000" w:rsidRPr="00000000">
        <w:drawing>
          <wp:anchor allowOverlap="1" behindDoc="0" distB="342900" distT="342900" distL="342900" distR="342900" hidden="0" layoutInCell="1" locked="0" relativeHeight="0" simplePos="0">
            <wp:simplePos x="0" y="0"/>
            <wp:positionH relativeFrom="column">
              <wp:posOffset>3667125</wp:posOffset>
            </wp:positionH>
            <wp:positionV relativeFrom="paragraph">
              <wp:posOffset>581025</wp:posOffset>
            </wp:positionV>
            <wp:extent cx="5757863" cy="3508697"/>
            <wp:effectExtent b="0" l="0" r="0" t="0"/>
            <wp:wrapSquare wrapText="bothSides" distB="342900" distT="342900" distL="342900" distR="34290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57863" cy="3508697"/>
                    </a:xfrm>
                    <a:prstGeom prst="rect"/>
                    <a:ln/>
                  </pic:spPr>
                </pic:pic>
              </a:graphicData>
            </a:graphic>
          </wp:anchor>
        </w:drawing>
      </w:r>
    </w:p>
    <w:p w:rsidR="00000000" w:rsidDel="00000000" w:rsidP="00000000" w:rsidRDefault="00000000" w:rsidRPr="00000000" w14:paraId="00000005">
      <w:pPr>
        <w:spacing w:line="276" w:lineRule="auto"/>
        <w:rPr>
          <w:rFonts w:ascii="Montserrat" w:cs="Montserrat" w:eastAsia="Montserrat" w:hAnsi="Montserrat"/>
          <w:color w:val="000000"/>
          <w:sz w:val="64"/>
          <w:szCs w:val="64"/>
        </w:rPr>
      </w:pPr>
      <w:r w:rsidDel="00000000" w:rsidR="00000000" w:rsidRPr="00000000">
        <w:rPr>
          <w:rtl w:val="0"/>
        </w:rPr>
      </w:r>
    </w:p>
    <w:p w:rsidR="00000000" w:rsidDel="00000000" w:rsidP="00000000" w:rsidRDefault="00000000" w:rsidRPr="00000000" w14:paraId="00000006">
      <w:pPr>
        <w:pStyle w:val="Title"/>
        <w:spacing w:line="276" w:lineRule="auto"/>
        <w:jc w:val="left"/>
        <w:rPr>
          <w:highlight w:val="yellow"/>
        </w:rPr>
      </w:pPr>
      <w:bookmarkStart w:colFirst="0" w:colLast="0" w:name="_b818djbihbei" w:id="0"/>
      <w:bookmarkEnd w:id="0"/>
      <w:r w:rsidDel="00000000" w:rsidR="00000000" w:rsidRPr="00000000">
        <w:rPr>
          <w:rtl w:val="0"/>
        </w:rPr>
      </w:r>
    </w:p>
    <w:p w:rsidR="00000000" w:rsidDel="00000000" w:rsidP="00000000" w:rsidRDefault="00000000" w:rsidRPr="00000000" w14:paraId="00000007">
      <w:pPr>
        <w:pStyle w:val="Title"/>
        <w:spacing w:line="276" w:lineRule="auto"/>
        <w:jc w:val="left"/>
        <w:rPr>
          <w:highlight w:val="yellow"/>
        </w:rPr>
      </w:pPr>
      <w:bookmarkStart w:colFirst="0" w:colLast="0" w:name="_ohq2mj1j5pcm" w:id="1"/>
      <w:bookmarkEnd w:id="1"/>
      <w:r w:rsidDel="00000000" w:rsidR="00000000" w:rsidRPr="00000000">
        <w:rPr>
          <w:rtl w:val="0"/>
        </w:rPr>
      </w:r>
    </w:p>
    <w:p w:rsidR="00000000" w:rsidDel="00000000" w:rsidP="00000000" w:rsidRDefault="00000000" w:rsidRPr="00000000" w14:paraId="00000008">
      <w:pPr>
        <w:pStyle w:val="Title"/>
        <w:spacing w:line="276" w:lineRule="auto"/>
        <w:jc w:val="left"/>
        <w:rPr>
          <w:highlight w:val="yellow"/>
        </w:rPr>
      </w:pPr>
      <w:bookmarkStart w:colFirst="0" w:colLast="0" w:name="_aey5ysnnwss3" w:id="2"/>
      <w:bookmarkEnd w:id="2"/>
      <w:r w:rsidDel="00000000" w:rsidR="00000000" w:rsidRPr="00000000">
        <w:rPr>
          <w:rtl w:val="0"/>
        </w:rPr>
      </w:r>
    </w:p>
    <w:p w:rsidR="00000000" w:rsidDel="00000000" w:rsidP="00000000" w:rsidRDefault="00000000" w:rsidRPr="00000000" w14:paraId="00000009">
      <w:pPr>
        <w:pStyle w:val="Title"/>
        <w:spacing w:line="276" w:lineRule="auto"/>
        <w:jc w:val="left"/>
        <w:rPr>
          <w:highlight w:val="yellow"/>
        </w:rPr>
      </w:pPr>
      <w:bookmarkStart w:colFirst="0" w:colLast="0" w:name="_is0fisfvl9j7" w:id="3"/>
      <w:bookmarkEnd w:id="3"/>
      <w:r w:rsidDel="00000000" w:rsidR="00000000" w:rsidRPr="00000000">
        <w:rPr>
          <w:rtl w:val="0"/>
        </w:rPr>
      </w:r>
    </w:p>
    <w:p w:rsidR="00000000" w:rsidDel="00000000" w:rsidP="00000000" w:rsidRDefault="00000000" w:rsidRPr="00000000" w14:paraId="0000000A">
      <w:pPr>
        <w:pStyle w:val="Title"/>
        <w:spacing w:line="276" w:lineRule="auto"/>
        <w:jc w:val="left"/>
        <w:rPr>
          <w:highlight w:val="yellow"/>
        </w:rPr>
      </w:pPr>
      <w:bookmarkStart w:colFirst="0" w:colLast="0" w:name="_i1khvlrc7dip" w:id="4"/>
      <w:bookmarkEnd w:id="4"/>
      <w:r w:rsidDel="00000000" w:rsidR="00000000" w:rsidRPr="00000000">
        <w:rPr>
          <w:rtl w:val="0"/>
        </w:rPr>
      </w:r>
    </w:p>
    <w:p w:rsidR="00000000" w:rsidDel="00000000" w:rsidP="00000000" w:rsidRDefault="00000000" w:rsidRPr="00000000" w14:paraId="0000000B">
      <w:pPr>
        <w:pStyle w:val="Title"/>
        <w:spacing w:line="276" w:lineRule="auto"/>
        <w:jc w:val="left"/>
        <w:rPr>
          <w:highlight w:val="yellow"/>
        </w:rPr>
      </w:pPr>
      <w:bookmarkStart w:colFirst="0" w:colLast="0" w:name="_j60wuropc0kr" w:id="5"/>
      <w:bookmarkEnd w:id="5"/>
      <w:r w:rsidDel="00000000" w:rsidR="00000000" w:rsidRPr="00000000">
        <w:rPr>
          <w:rtl w:val="0"/>
        </w:rPr>
      </w:r>
    </w:p>
    <w:p w:rsidR="00000000" w:rsidDel="00000000" w:rsidP="00000000" w:rsidRDefault="00000000" w:rsidRPr="00000000" w14:paraId="0000000C">
      <w:pPr>
        <w:pStyle w:val="Subtitle"/>
        <w:jc w:val="left"/>
        <w:rPr/>
      </w:pPr>
      <w:bookmarkStart w:colFirst="0" w:colLast="0" w:name="_303zll4whd7w" w:id="6"/>
      <w:bookmarkEnd w:id="6"/>
      <w:r w:rsidDel="00000000" w:rsidR="00000000" w:rsidRPr="00000000">
        <w:rPr>
          <w:rtl w:val="0"/>
        </w:rPr>
      </w:r>
    </w:p>
    <w:p w:rsidR="00000000" w:rsidDel="00000000" w:rsidP="00000000" w:rsidRDefault="00000000" w:rsidRPr="00000000" w14:paraId="0000000D">
      <w:pPr>
        <w:pStyle w:val="Subtitle"/>
        <w:jc w:val="left"/>
        <w:rPr/>
      </w:pPr>
      <w:bookmarkStart w:colFirst="0" w:colLast="0" w:name="_frhedzc5oncm" w:id="7"/>
      <w:bookmarkEnd w:id="7"/>
      <w:r w:rsidDel="00000000" w:rsidR="00000000" w:rsidRPr="00000000">
        <w:rPr>
          <w:rtl w:val="0"/>
        </w:rPr>
        <w:t xml:space="preserve">Eidoo</w:t>
      </w:r>
      <w:r w:rsidDel="00000000" w:rsidR="00000000" w:rsidRPr="00000000">
        <w:rPr>
          <w:rtl w:val="0"/>
        </w:rPr>
        <w:t xml:space="preserve"> — May Earned Media Article #2</w:t>
      </w:r>
    </w:p>
    <w:p w:rsidR="00000000" w:rsidDel="00000000" w:rsidP="00000000" w:rsidRDefault="00000000" w:rsidRPr="00000000" w14:paraId="0000000E">
      <w:pPr>
        <w:tabs>
          <w:tab w:val="right" w:pos="9030"/>
        </w:tabs>
        <w:jc w:val="left"/>
        <w:rPr>
          <w:sz w:val="28"/>
          <w:szCs w:val="28"/>
        </w:rPr>
      </w:pPr>
      <w:r w:rsidDel="00000000" w:rsidR="00000000" w:rsidRPr="00000000">
        <w:rPr>
          <w:rtl w:val="0"/>
        </w:rPr>
      </w:r>
    </w:p>
    <w:p w:rsidR="00000000" w:rsidDel="00000000" w:rsidP="00000000" w:rsidRDefault="00000000" w:rsidRPr="00000000" w14:paraId="0000000F">
      <w:pPr>
        <w:tabs>
          <w:tab w:val="right" w:pos="9030"/>
        </w:tabs>
        <w:jc w:val="left"/>
        <w:rPr>
          <w:sz w:val="28"/>
          <w:szCs w:val="28"/>
        </w:rPr>
      </w:pPr>
      <w:r w:rsidDel="00000000" w:rsidR="00000000" w:rsidRPr="00000000">
        <w:rPr>
          <w:sz w:val="28"/>
          <w:szCs w:val="28"/>
          <w:rtl w:val="0"/>
        </w:rPr>
        <w:t xml:space="preserve">3 June 2021</w:t>
      </w:r>
    </w:p>
    <w:p w:rsidR="00000000" w:rsidDel="00000000" w:rsidP="00000000" w:rsidRDefault="00000000" w:rsidRPr="00000000" w14:paraId="00000010">
      <w:pPr>
        <w:tabs>
          <w:tab w:val="right" w:pos="9030"/>
        </w:tabs>
        <w:jc w:val="left"/>
        <w:rPr>
          <w:sz w:val="28"/>
          <w:szCs w:val="28"/>
        </w:rPr>
      </w:pPr>
      <w:r w:rsidDel="00000000" w:rsidR="00000000" w:rsidRPr="00000000">
        <w:rPr>
          <w:sz w:val="28"/>
          <w:szCs w:val="28"/>
          <w:rtl w:val="0"/>
        </w:rPr>
        <w:t xml:space="preserve">Prepared by AmaZix</w:t>
      </w:r>
    </w:p>
    <w:p w:rsidR="00000000" w:rsidDel="00000000" w:rsidP="00000000" w:rsidRDefault="00000000" w:rsidRPr="00000000" w14:paraId="00000011">
      <w:pPr>
        <w:tabs>
          <w:tab w:val="right" w:pos="9030"/>
        </w:tabs>
        <w:jc w:val="left"/>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Title"/>
        <w:widowControl w:val="0"/>
        <w:spacing w:after="200" w:lineRule="auto"/>
        <w:jc w:val="center"/>
        <w:rPr/>
      </w:pPr>
      <w:bookmarkStart w:colFirst="0" w:colLast="0" w:name="_cpmqesly4p3t" w:id="8"/>
      <w:bookmarkEnd w:id="8"/>
      <w:r w:rsidDel="00000000" w:rsidR="00000000" w:rsidRPr="00000000">
        <w:rPr>
          <w:rtl w:val="0"/>
        </w:rPr>
        <w:t xml:space="preserve">Is the NFT Going to Crash or Are We Seeing a Consolidation?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ins w:author="Alvaro Ruiz" w:id="0" w:date="2021-06-07T14:48:03Z"/>
        </w:rPr>
      </w:pPr>
      <w:ins w:author="Alvaro Ruiz" w:id="0" w:date="2021-06-07T14:48:03Z">
        <w:r w:rsidDel="00000000" w:rsidR="00000000" w:rsidRPr="00000000">
          <w:rPr>
            <w:rtl w:val="0"/>
          </w:rPr>
        </w:r>
      </w:ins>
    </w:p>
    <w:p w:rsidR="00000000" w:rsidDel="00000000" w:rsidP="00000000" w:rsidRDefault="00000000" w:rsidRPr="00000000" w14:paraId="00000016">
      <w:pPr>
        <w:rPr>
          <w:ins w:author="Alvaro Ruiz" w:id="0" w:date="2021-06-07T14:48:03Z"/>
        </w:rPr>
      </w:pPr>
      <w:ins w:author="Alvaro Ruiz" w:id="0" w:date="2021-06-07T14:48:03Z">
        <w:r w:rsidDel="00000000" w:rsidR="00000000" w:rsidRPr="00000000">
          <w:rPr/>
          <w:drawing>
            <wp:inline distB="114300" distT="114300" distL="114300" distR="114300">
              <wp:extent cx="5731200" cy="38227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822700"/>
                      </a:xfrm>
                      <a:prstGeom prst="rect"/>
                      <a:ln/>
                    </pic:spPr>
                  </pic:pic>
                </a:graphicData>
              </a:graphic>
            </wp:inline>
          </w:drawing>
        </w:r>
        <w:r w:rsidDel="00000000" w:rsidR="00000000" w:rsidRPr="00000000">
          <w:rPr>
            <w:rtl w:val="0"/>
          </w:rPr>
        </w:r>
      </w:ins>
    </w:p>
    <w:p w:rsidR="00000000" w:rsidDel="00000000" w:rsidP="00000000" w:rsidRDefault="00000000" w:rsidRPr="00000000" w14:paraId="00000017">
      <w:pPr>
        <w:rPr>
          <w:ins w:author="Alvaro Ruiz" w:id="0" w:date="2021-06-07T14:48:03Z"/>
        </w:rPr>
      </w:pPr>
      <w:ins w:author="Alvaro Ruiz" w:id="0" w:date="2021-06-07T14:48:03Z">
        <w:r w:rsidDel="00000000" w:rsidR="00000000" w:rsidRPr="00000000">
          <w:rPr>
            <w:rtl w:val="0"/>
          </w:rPr>
          <w:t xml:space="preserve">Source:</w:t>
          <w:br w:type="textWrapping"/>
        </w:r>
        <w:r w:rsidDel="00000000" w:rsidR="00000000" w:rsidRPr="00000000">
          <w:fldChar w:fldCharType="begin"/>
        </w:r>
        <w:r w:rsidDel="00000000" w:rsidR="00000000" w:rsidRPr="00000000">
          <w:instrText xml:space="preserve">HYPERLINK "https://christophersalem.com/how-to-revitalize-your-company-from-stagnation/"</w:instrText>
        </w:r>
        <w:r w:rsidDel="00000000" w:rsidR="00000000" w:rsidRPr="00000000">
          <w:fldChar w:fldCharType="separate"/>
        </w:r>
        <w:r w:rsidDel="00000000" w:rsidR="00000000" w:rsidRPr="00000000">
          <w:rPr>
            <w:rtl w:val="0"/>
          </w:rPr>
          <w:t xml:space="preserve">https://christophersalem.com/how-to-revitalize-your-company-from-stagnation/</w:t>
        </w:r>
        <w:r w:rsidDel="00000000" w:rsidR="00000000" w:rsidRPr="00000000">
          <w:fldChar w:fldCharType="end"/>
        </w:r>
        <w:r w:rsidDel="00000000" w:rsidR="00000000" w:rsidRPr="00000000">
          <w:rPr>
            <w:rtl w:val="0"/>
          </w:rPr>
        </w:r>
      </w:ins>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widowControl w:val="0"/>
        <w:rPr>
          <w:sz w:val="24"/>
          <w:szCs w:val="24"/>
        </w:rPr>
      </w:pPr>
      <w:r w:rsidDel="00000000" w:rsidR="00000000" w:rsidRPr="00000000">
        <w:rPr>
          <w:sz w:val="24"/>
          <w:szCs w:val="24"/>
          <w:rtl w:val="0"/>
        </w:rPr>
        <w:t xml:space="preserve">Reading some sources in the crypto community it seems that one can hardly leave home anymore without seeing </w:t>
      </w:r>
      <w:r w:rsidDel="00000000" w:rsidR="00000000" w:rsidRPr="00000000">
        <w:rPr>
          <w:sz w:val="24"/>
          <w:szCs w:val="24"/>
          <w:highlight w:val="yellow"/>
          <w:rtl w:val="0"/>
        </w:rPr>
        <w:t xml:space="preserve">non-fungible tokens</w:t>
      </w:r>
      <w:r w:rsidDel="00000000" w:rsidR="00000000" w:rsidRPr="00000000">
        <w:rPr>
          <w:sz w:val="24"/>
          <w:szCs w:val="24"/>
          <w:rtl w:val="0"/>
        </w:rPr>
        <w:t xml:space="preserve"> possibilities everywhere. At the same time, in other not-so-benign environments, they talk about NFTs as the next phantom menace from the dark side of finance.</w:t>
      </w:r>
    </w:p>
    <w:p w:rsidR="00000000" w:rsidDel="00000000" w:rsidP="00000000" w:rsidRDefault="00000000" w:rsidRPr="00000000" w14:paraId="0000001A">
      <w:pPr>
        <w:widowControl w:val="0"/>
        <w:rPr>
          <w:sz w:val="24"/>
          <w:szCs w:val="24"/>
        </w:rPr>
      </w:pPr>
      <w:r w:rsidDel="00000000" w:rsidR="00000000" w:rsidRPr="00000000">
        <w:rPr>
          <w:rtl w:val="0"/>
        </w:rPr>
      </w:r>
    </w:p>
    <w:p w:rsidR="00000000" w:rsidDel="00000000" w:rsidP="00000000" w:rsidRDefault="00000000" w:rsidRPr="00000000" w14:paraId="0000001B">
      <w:pPr>
        <w:widowControl w:val="0"/>
        <w:rPr>
          <w:sz w:val="24"/>
          <w:szCs w:val="24"/>
        </w:rPr>
      </w:pPr>
      <w:r w:rsidDel="00000000" w:rsidR="00000000" w:rsidRPr="00000000">
        <w:rPr>
          <w:sz w:val="24"/>
          <w:szCs w:val="24"/>
          <w:rtl w:val="0"/>
        </w:rPr>
        <w:t xml:space="preserve">So, what’s it all about? Where are we on the hype curve? And is there a reason for all the hype? First of all, let's look at what NFTs can be (and what they cannot) </w:t>
      </w:r>
      <w:r w:rsidDel="00000000" w:rsidR="00000000" w:rsidRPr="00000000">
        <w:rPr>
          <w:sz w:val="24"/>
          <w:szCs w:val="24"/>
          <w:rtl w:val="0"/>
        </w:rPr>
        <w:t xml:space="preserve">to </w:t>
      </w:r>
      <w:r w:rsidDel="00000000" w:rsidR="00000000" w:rsidRPr="00000000">
        <w:rPr>
          <w:sz w:val="24"/>
          <w:szCs w:val="24"/>
          <w:rtl w:val="0"/>
        </w:rPr>
        <w:t xml:space="preserve">determine if there really is a basis to back up the promises being made.</w:t>
      </w:r>
    </w:p>
    <w:p w:rsidR="00000000" w:rsidDel="00000000" w:rsidP="00000000" w:rsidRDefault="00000000" w:rsidRPr="00000000" w14:paraId="0000001C">
      <w:pPr>
        <w:widowControl w:val="0"/>
        <w:rPr>
          <w:sz w:val="24"/>
          <w:szCs w:val="24"/>
        </w:rPr>
      </w:pPr>
      <w:r w:rsidDel="00000000" w:rsidR="00000000" w:rsidRPr="00000000">
        <w:rPr>
          <w:rtl w:val="0"/>
        </w:rPr>
      </w:r>
    </w:p>
    <w:p w:rsidR="00000000" w:rsidDel="00000000" w:rsidP="00000000" w:rsidRDefault="00000000" w:rsidRPr="00000000" w14:paraId="0000001D">
      <w:pPr>
        <w:pStyle w:val="Heading1"/>
        <w:widowControl w:val="0"/>
        <w:rPr/>
      </w:pPr>
      <w:bookmarkStart w:colFirst="0" w:colLast="0" w:name="_ajfmm05mtqr1" w:id="9"/>
      <w:bookmarkEnd w:id="9"/>
      <w:r w:rsidDel="00000000" w:rsidR="00000000" w:rsidRPr="00000000">
        <w:rPr>
          <w:rtl w:val="0"/>
        </w:rPr>
        <w:t xml:space="preserve">What Do NFTs Do?</w:t>
      </w:r>
      <w:r w:rsidDel="00000000" w:rsidR="00000000" w:rsidRPr="00000000">
        <w:rPr>
          <w:rtl w:val="0"/>
        </w:rPr>
      </w:r>
    </w:p>
    <w:p w:rsidR="00000000" w:rsidDel="00000000" w:rsidP="00000000" w:rsidRDefault="00000000" w:rsidRPr="00000000" w14:paraId="0000001E">
      <w:pPr>
        <w:widowControl w:val="0"/>
        <w:rPr>
          <w:sz w:val="24"/>
          <w:szCs w:val="24"/>
        </w:rPr>
      </w:pPr>
      <w:r w:rsidDel="00000000" w:rsidR="00000000" w:rsidRPr="00000000">
        <w:rPr>
          <w:rtl w:val="0"/>
        </w:rPr>
      </w:r>
    </w:p>
    <w:p w:rsidR="00000000" w:rsidDel="00000000" w:rsidP="00000000" w:rsidRDefault="00000000" w:rsidRPr="00000000" w14:paraId="0000001F">
      <w:pPr>
        <w:widowControl w:val="0"/>
        <w:rPr>
          <w:sz w:val="24"/>
          <w:szCs w:val="24"/>
        </w:rPr>
      </w:pPr>
      <w:r w:rsidDel="00000000" w:rsidR="00000000" w:rsidRPr="00000000">
        <w:rPr>
          <w:sz w:val="24"/>
          <w:szCs w:val="24"/>
          <w:rtl w:val="0"/>
        </w:rPr>
        <w:t xml:space="preserve">Let's put the NFT philosophy aside for a moment. </w:t>
      </w:r>
      <w:r w:rsidDel="00000000" w:rsidR="00000000" w:rsidRPr="00000000">
        <w:rPr>
          <w:sz w:val="24"/>
          <w:szCs w:val="24"/>
          <w:highlight w:val="yellow"/>
          <w:rtl w:val="0"/>
        </w:rPr>
        <w:t xml:space="preserve">Non-fungible tokens</w:t>
      </w:r>
      <w:r w:rsidDel="00000000" w:rsidR="00000000" w:rsidRPr="00000000">
        <w:rPr>
          <w:sz w:val="24"/>
          <w:szCs w:val="24"/>
          <w:rtl w:val="0"/>
        </w:rPr>
        <w:t xml:space="preserve"> are defined primarily by the characteristics set forth in three separate ERCs:</w:t>
      </w:r>
    </w:p>
    <w:p w:rsidR="00000000" w:rsidDel="00000000" w:rsidP="00000000" w:rsidRDefault="00000000" w:rsidRPr="00000000" w14:paraId="00000020">
      <w:pPr>
        <w:widowControl w:val="0"/>
        <w:rPr>
          <w:sz w:val="24"/>
          <w:szCs w:val="24"/>
        </w:rPr>
      </w:pPr>
      <w:r w:rsidDel="00000000" w:rsidR="00000000" w:rsidRPr="00000000">
        <w:rPr>
          <w:rtl w:val="0"/>
        </w:rPr>
      </w:r>
    </w:p>
    <w:p w:rsidR="00000000" w:rsidDel="00000000" w:rsidP="00000000" w:rsidRDefault="00000000" w:rsidRPr="00000000" w14:paraId="00000021">
      <w:pPr>
        <w:widowControl w:val="0"/>
        <w:numPr>
          <w:ilvl w:val="0"/>
          <w:numId w:val="1"/>
        </w:numPr>
        <w:ind w:left="720" w:hanging="360"/>
        <w:rPr>
          <w:sz w:val="24"/>
          <w:szCs w:val="24"/>
          <w:u w:val="none"/>
        </w:rPr>
      </w:pPr>
      <w:hyperlink r:id="rId9">
        <w:r w:rsidDel="00000000" w:rsidR="00000000" w:rsidRPr="00000000">
          <w:rPr>
            <w:color w:val="1155cc"/>
            <w:sz w:val="24"/>
            <w:szCs w:val="24"/>
            <w:u w:val="single"/>
            <w:rtl w:val="0"/>
          </w:rPr>
          <w:t xml:space="preserve">ERC 721</w:t>
        </w:r>
      </w:hyperlink>
      <w:r w:rsidDel="00000000" w:rsidR="00000000" w:rsidRPr="00000000">
        <w:rPr>
          <w:sz w:val="24"/>
          <w:szCs w:val="24"/>
          <w:rtl w:val="0"/>
        </w:rPr>
        <w:t xml:space="preserve">:</w:t>
      </w:r>
      <w:r w:rsidDel="00000000" w:rsidR="00000000" w:rsidRPr="00000000">
        <w:rPr>
          <w:sz w:val="24"/>
          <w:szCs w:val="24"/>
          <w:rtl w:val="0"/>
        </w:rPr>
        <w:t xml:space="preserve"> The original definition of NFTs. The major novelty of this ERC with respect to the typical ERC 20 standard is that these tokens do not have decimals. You can count them, but you cannot </w:t>
      </w:r>
      <w:r w:rsidDel="00000000" w:rsidR="00000000" w:rsidRPr="00000000">
        <w:rPr>
          <w:sz w:val="24"/>
          <w:szCs w:val="24"/>
          <w:rtl w:val="0"/>
        </w:rPr>
        <w:t xml:space="preserve">divide </w:t>
      </w:r>
      <w:r w:rsidDel="00000000" w:rsidR="00000000" w:rsidRPr="00000000">
        <w:rPr>
          <w:sz w:val="24"/>
          <w:szCs w:val="24"/>
          <w:rtl w:val="0"/>
        </w:rPr>
        <w:t xml:space="preserve">them.</w:t>
      </w:r>
    </w:p>
    <w:p w:rsidR="00000000" w:rsidDel="00000000" w:rsidP="00000000" w:rsidRDefault="00000000" w:rsidRPr="00000000" w14:paraId="00000022">
      <w:pPr>
        <w:widowControl w:val="0"/>
        <w:numPr>
          <w:ilvl w:val="0"/>
          <w:numId w:val="1"/>
        </w:numPr>
        <w:ind w:left="720" w:hanging="360"/>
        <w:rPr>
          <w:sz w:val="24"/>
          <w:szCs w:val="24"/>
          <w:u w:val="none"/>
        </w:rPr>
      </w:pPr>
      <w:hyperlink r:id="rId10">
        <w:r w:rsidDel="00000000" w:rsidR="00000000" w:rsidRPr="00000000">
          <w:rPr>
            <w:color w:val="1155cc"/>
            <w:sz w:val="24"/>
            <w:szCs w:val="24"/>
            <w:u w:val="single"/>
            <w:rtl w:val="0"/>
          </w:rPr>
          <w:t xml:space="preserve">ERC 777</w:t>
        </w:r>
      </w:hyperlink>
      <w:r w:rsidDel="00000000" w:rsidR="00000000" w:rsidRPr="00000000">
        <w:rPr>
          <w:sz w:val="24"/>
          <w:szCs w:val="24"/>
          <w:rtl w:val="0"/>
        </w:rPr>
        <w:t xml:space="preserve">:</w:t>
      </w:r>
      <w:r w:rsidDel="00000000" w:rsidR="00000000" w:rsidRPr="00000000">
        <w:rPr>
          <w:sz w:val="24"/>
          <w:szCs w:val="24"/>
          <w:rtl w:val="0"/>
        </w:rPr>
        <w:t xml:space="preserve"> Definition of features added to the NFTs to improve their management. Introduces hooks as a connection point for smart contracts and addresses to react when an NFTs uses a contract compatible with this standard.</w:t>
      </w:r>
    </w:p>
    <w:p w:rsidR="00000000" w:rsidDel="00000000" w:rsidP="00000000" w:rsidRDefault="00000000" w:rsidRPr="00000000" w14:paraId="00000023">
      <w:pPr>
        <w:widowControl w:val="0"/>
        <w:numPr>
          <w:ilvl w:val="0"/>
          <w:numId w:val="1"/>
        </w:numPr>
        <w:ind w:left="720" w:hanging="360"/>
        <w:rPr>
          <w:sz w:val="24"/>
          <w:szCs w:val="24"/>
          <w:u w:val="none"/>
        </w:rPr>
      </w:pPr>
      <w:hyperlink r:id="rId11">
        <w:r w:rsidDel="00000000" w:rsidR="00000000" w:rsidRPr="00000000">
          <w:rPr>
            <w:color w:val="1155cc"/>
            <w:sz w:val="24"/>
            <w:szCs w:val="24"/>
            <w:u w:val="single"/>
            <w:rtl w:val="0"/>
          </w:rPr>
          <w:t xml:space="preserve">ERC 1155</w:t>
        </w:r>
      </w:hyperlink>
      <w:r w:rsidDel="00000000" w:rsidR="00000000" w:rsidRPr="00000000">
        <w:rPr>
          <w:sz w:val="24"/>
          <w:szCs w:val="24"/>
          <w:rtl w:val="0"/>
        </w:rPr>
        <w:t xml:space="preserve">. Several </w:t>
      </w:r>
      <w:r w:rsidDel="00000000" w:rsidR="00000000" w:rsidRPr="00000000">
        <w:rPr>
          <w:sz w:val="24"/>
          <w:szCs w:val="24"/>
          <w:highlight w:val="yellow"/>
          <w:rtl w:val="0"/>
        </w:rPr>
        <w:t xml:space="preserve">non-fungible tokens’ use cases</w:t>
      </w:r>
      <w:r w:rsidDel="00000000" w:rsidR="00000000" w:rsidRPr="00000000">
        <w:rPr>
          <w:sz w:val="24"/>
          <w:szCs w:val="24"/>
          <w:rtl w:val="0"/>
        </w:rPr>
        <w:t xml:space="preserve"> can be defined within the same contract. For practical purposes, this means that NFTs can share attributes as classes or groups of NFTs.</w:t>
      </w:r>
    </w:p>
    <w:p w:rsidR="00000000" w:rsidDel="00000000" w:rsidP="00000000" w:rsidRDefault="00000000" w:rsidRPr="00000000" w14:paraId="00000024">
      <w:pPr>
        <w:widowControl w:val="0"/>
        <w:rPr>
          <w:sz w:val="24"/>
          <w:szCs w:val="24"/>
        </w:rPr>
      </w:pPr>
      <w:r w:rsidDel="00000000" w:rsidR="00000000" w:rsidRPr="00000000">
        <w:rPr>
          <w:rtl w:val="0"/>
        </w:rPr>
      </w:r>
    </w:p>
    <w:p w:rsidR="00000000" w:rsidDel="00000000" w:rsidP="00000000" w:rsidRDefault="00000000" w:rsidRPr="00000000" w14:paraId="00000025">
      <w:pPr>
        <w:widowControl w:val="0"/>
        <w:rPr>
          <w:sz w:val="24"/>
          <w:szCs w:val="24"/>
        </w:rPr>
      </w:pPr>
      <w:r w:rsidDel="00000000" w:rsidR="00000000" w:rsidRPr="00000000">
        <w:rPr>
          <w:sz w:val="24"/>
          <w:szCs w:val="24"/>
          <w:rtl w:val="0"/>
        </w:rPr>
        <w:t xml:space="preserve">That's it. This is what NFTs do — very brief terms — and why they are used to represent a whole separate class of assets. The last point is what is behind the boom and the hype we see in the last months.</w:t>
      </w:r>
    </w:p>
    <w:p w:rsidR="00000000" w:rsidDel="00000000" w:rsidP="00000000" w:rsidRDefault="00000000" w:rsidRPr="00000000" w14:paraId="00000026">
      <w:pPr>
        <w:widowControl w:val="0"/>
        <w:rPr>
          <w:sz w:val="24"/>
          <w:szCs w:val="24"/>
        </w:rPr>
      </w:pPr>
      <w:r w:rsidDel="00000000" w:rsidR="00000000" w:rsidRPr="00000000">
        <w:rPr>
          <w:rtl w:val="0"/>
        </w:rPr>
      </w:r>
    </w:p>
    <w:p w:rsidR="00000000" w:rsidDel="00000000" w:rsidP="00000000" w:rsidRDefault="00000000" w:rsidRPr="00000000" w14:paraId="00000027">
      <w:pPr>
        <w:pStyle w:val="Heading1"/>
        <w:widowControl w:val="0"/>
        <w:rPr/>
      </w:pPr>
      <w:bookmarkStart w:colFirst="0" w:colLast="0" w:name="_jqu9qm8ps4nw" w:id="10"/>
      <w:bookmarkEnd w:id="10"/>
      <w:r w:rsidDel="00000000" w:rsidR="00000000" w:rsidRPr="00000000">
        <w:rPr>
          <w:rtl w:val="0"/>
        </w:rPr>
        <w:t xml:space="preserve">Is Art Mightier Than the Sword?</w:t>
      </w:r>
      <w:r w:rsidDel="00000000" w:rsidR="00000000" w:rsidRPr="00000000">
        <w:rPr>
          <w:rtl w:val="0"/>
        </w:rPr>
      </w:r>
    </w:p>
    <w:p w:rsidR="00000000" w:rsidDel="00000000" w:rsidP="00000000" w:rsidRDefault="00000000" w:rsidRPr="00000000" w14:paraId="00000028">
      <w:pPr>
        <w:widowControl w:val="0"/>
        <w:rPr>
          <w:sz w:val="24"/>
          <w:szCs w:val="24"/>
        </w:rPr>
      </w:pPr>
      <w:r w:rsidDel="00000000" w:rsidR="00000000" w:rsidRPr="00000000">
        <w:rPr>
          <w:rtl w:val="0"/>
        </w:rPr>
      </w:r>
    </w:p>
    <w:p w:rsidR="00000000" w:rsidDel="00000000" w:rsidP="00000000" w:rsidRDefault="00000000" w:rsidRPr="00000000" w14:paraId="00000029">
      <w:pPr>
        <w:widowControl w:val="0"/>
        <w:rPr>
          <w:sz w:val="24"/>
          <w:szCs w:val="24"/>
        </w:rPr>
      </w:pPr>
      <w:r w:rsidDel="00000000" w:rsidR="00000000" w:rsidRPr="00000000">
        <w:rPr>
          <w:sz w:val="24"/>
          <w:szCs w:val="24"/>
          <w:rtl w:val="0"/>
        </w:rPr>
        <w:t xml:space="preserve">Yes, the hype is real because the new projects are raising a lot of interest. In the general media, this interest in </w:t>
      </w:r>
      <w:r w:rsidDel="00000000" w:rsidR="00000000" w:rsidRPr="00000000">
        <w:rPr>
          <w:sz w:val="24"/>
          <w:szCs w:val="24"/>
          <w:highlight w:val="yellow"/>
          <w:rtl w:val="0"/>
        </w:rPr>
        <w:t xml:space="preserve">non-fungible tokens</w:t>
      </w:r>
      <w:r w:rsidDel="00000000" w:rsidR="00000000" w:rsidRPr="00000000">
        <w:rPr>
          <w:sz w:val="24"/>
          <w:szCs w:val="24"/>
          <w:rtl w:val="0"/>
        </w:rPr>
        <w:t xml:space="preserve"> is mainly reflected in projects related to art or collectibles. At the same time, the reality is that the projects with a more innovative vision are coming from the gaming sector.</w:t>
      </w:r>
    </w:p>
    <w:p w:rsidR="00000000" w:rsidDel="00000000" w:rsidP="00000000" w:rsidRDefault="00000000" w:rsidRPr="00000000" w14:paraId="0000002A">
      <w:pPr>
        <w:widowControl w:val="0"/>
        <w:rPr>
          <w:sz w:val="24"/>
          <w:szCs w:val="24"/>
        </w:rPr>
      </w:pPr>
      <w:r w:rsidDel="00000000" w:rsidR="00000000" w:rsidRPr="00000000">
        <w:rPr>
          <w:rtl w:val="0"/>
        </w:rPr>
      </w:r>
    </w:p>
    <w:p w:rsidR="00000000" w:rsidDel="00000000" w:rsidP="00000000" w:rsidRDefault="00000000" w:rsidRPr="00000000" w14:paraId="0000002B">
      <w:pPr>
        <w:widowControl w:val="0"/>
        <w:rPr>
          <w:sz w:val="24"/>
          <w:szCs w:val="24"/>
        </w:rPr>
      </w:pPr>
      <w:r w:rsidDel="00000000" w:rsidR="00000000" w:rsidRPr="00000000">
        <w:rPr>
          <w:sz w:val="24"/>
          <w:szCs w:val="24"/>
          <w:rtl w:val="0"/>
        </w:rPr>
        <w:t xml:space="preserve">One may be very tempted to consider that these are just games but in reality, while art in NFTs makes the headlines, gaming gets the money.  </w:t>
      </w:r>
      <w:commentRangeStart w:id="0"/>
      <w:commentRangeStart w:id="1"/>
      <w:commentRangeStart w:id="2"/>
      <w:commentRangeStart w:id="3"/>
      <w:commentRangeStart w:id="4"/>
      <w:r w:rsidDel="00000000" w:rsidR="00000000" w:rsidRPr="00000000">
        <w:rPr>
          <w:sz w:val="24"/>
          <w:szCs w:val="24"/>
          <w:rtl w:val="0"/>
        </w:rPr>
        <w:t xml:space="preserve">We are talking about a sector that moves $1</w:t>
      </w:r>
      <w:ins w:author="Alvaro Ruiz" w:id="1" w:date="2021-06-07T13:43:01Z">
        <w:commentRangeStart w:id="5"/>
        <w:r w:rsidDel="00000000" w:rsidR="00000000" w:rsidRPr="00000000">
          <w:rPr>
            <w:sz w:val="24"/>
            <w:szCs w:val="24"/>
            <w:rtl w:val="0"/>
          </w:rPr>
          <w:t xml:space="preserve">7</w:t>
        </w:r>
      </w:ins>
      <w:commentRangeEnd w:id="5"/>
      <w:r w:rsidDel="00000000" w:rsidR="00000000" w:rsidRPr="00000000">
        <w:commentReference w:id="5"/>
      </w:r>
      <w:r w:rsidDel="00000000" w:rsidR="00000000" w:rsidRPr="00000000">
        <w:rPr>
          <w:sz w:val="24"/>
          <w:szCs w:val="24"/>
          <w:rtl w:val="0"/>
        </w:rPr>
        <w:t xml:space="preserve">8 billion annually.</w:t>
      </w:r>
      <w:ins w:author="Alvaro Ruiz" w:id="2" w:date="2021-06-07T15:16:05Z">
        <w:r w:rsidDel="00000000" w:rsidR="00000000" w:rsidRPr="00000000">
          <w:rPr>
            <w:sz w:val="24"/>
            <w:szCs w:val="24"/>
            <w:rtl w:val="0"/>
          </w:rPr>
          <w:t xml:space="preserve"> The future of the sector looks even better, however, if we look at the </w:t>
        </w:r>
        <w:r w:rsidDel="00000000" w:rsidR="00000000" w:rsidRPr="00000000">
          <w:fldChar w:fldCharType="begin"/>
        </w:r>
        <w:r w:rsidDel="00000000" w:rsidR="00000000" w:rsidRPr="00000000">
          <w:instrText xml:space="preserve">HYPERLINK "https://www.statista.com/topics/1551/online-gaming/"</w:instrText>
        </w:r>
        <w:r w:rsidDel="00000000" w:rsidR="00000000" w:rsidRPr="00000000">
          <w:fldChar w:fldCharType="separate"/>
        </w:r>
        <w:r w:rsidDel="00000000" w:rsidR="00000000" w:rsidRPr="00000000">
          <w:rPr>
            <w:sz w:val="24"/>
            <w:szCs w:val="24"/>
            <w:rtl w:val="0"/>
          </w:rPr>
          <w:t xml:space="preserve">total number of users</w:t>
        </w:r>
        <w:r w:rsidDel="00000000" w:rsidR="00000000" w:rsidRPr="00000000">
          <w:fldChar w:fldCharType="end"/>
        </w:r>
        <w:r w:rsidDel="00000000" w:rsidR="00000000" w:rsidRPr="00000000">
          <w:rPr>
            <w:sz w:val="24"/>
            <w:szCs w:val="24"/>
            <w:rtl w:val="0"/>
          </w:rPr>
          <w:t xml:space="preserve"> it had access to in 2020</w:t>
        </w:r>
      </w:ins>
      <w:r w:rsidDel="00000000" w:rsidR="00000000" w:rsidRPr="00000000">
        <w:rPr>
          <w:sz w:val="24"/>
          <w:szCs w:val="24"/>
          <w:rtl w:val="0"/>
        </w:rPr>
        <w:t xml:space="preserve"> </w:t>
      </w:r>
      <w:del w:author="Alvaro Ruiz" w:id="3" w:date="2021-06-07T15:19:47Z">
        <w:r w:rsidDel="00000000" w:rsidR="00000000" w:rsidRPr="00000000">
          <w:rPr>
            <w:sz w:val="24"/>
            <w:szCs w:val="24"/>
            <w:rtl w:val="0"/>
          </w:rPr>
          <w:delText xml:space="preserve">It is an amount that pales in comparison to the </w:delText>
        </w:r>
        <w:r w:rsidDel="00000000" w:rsidR="00000000" w:rsidRPr="00000000">
          <w:fldChar w:fldCharType="begin"/>
        </w:r>
        <w:r w:rsidDel="00000000" w:rsidR="00000000" w:rsidRPr="00000000">
          <w:delInstrText xml:space="preserve">HYPERLINK "https://www.statista.com/topics/1551/online-gaming/"</w:delInstrText>
        </w:r>
        <w:r w:rsidDel="00000000" w:rsidR="00000000" w:rsidRPr="00000000">
          <w:fldChar w:fldCharType="separate"/>
        </w:r>
        <w:r w:rsidDel="00000000" w:rsidR="00000000" w:rsidRPr="00000000">
          <w:rPr>
            <w:color w:val="1155cc"/>
            <w:sz w:val="24"/>
            <w:szCs w:val="24"/>
            <w:u w:val="single"/>
            <w:rtl w:val="0"/>
          </w:rPr>
          <w:delText xml:space="preserve">market figure from 2020</w:delText>
        </w:r>
        <w:r w:rsidDel="00000000" w:rsidR="00000000" w:rsidRPr="00000000">
          <w:fldChar w:fldCharType="end"/>
        </w:r>
        <w:r w:rsidDel="00000000" w:rsidR="00000000" w:rsidRPr="00000000">
          <w:rPr>
            <w:sz w:val="24"/>
            <w:szCs w:val="24"/>
            <w:rtl w:val="0"/>
          </w:rPr>
          <w:delText xml:space="preserve"> </w:delText>
        </w:r>
      </w:del>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sz w:val="24"/>
          <w:szCs w:val="24"/>
          <w:rtl w:val="0"/>
        </w:rPr>
        <w:t xml:space="preserve">— </w:t>
      </w:r>
      <w:r w:rsidDel="00000000" w:rsidR="00000000" w:rsidRPr="00000000">
        <w:rPr>
          <w:sz w:val="24"/>
          <w:szCs w:val="24"/>
          <w:rtl w:val="0"/>
        </w:rPr>
        <w:t xml:space="preserve">938 million customers. That is a lot of potential </w:t>
      </w:r>
      <w:r w:rsidDel="00000000" w:rsidR="00000000" w:rsidRPr="00000000">
        <w:rPr>
          <w:sz w:val="24"/>
          <w:szCs w:val="24"/>
          <w:highlight w:val="yellow"/>
          <w:rtl w:val="0"/>
        </w:rPr>
        <w:t xml:space="preserve">non-fungible token technology</w:t>
      </w:r>
      <w:r w:rsidDel="00000000" w:rsidR="00000000" w:rsidRPr="00000000">
        <w:rPr>
          <w:sz w:val="24"/>
          <w:szCs w:val="24"/>
          <w:rtl w:val="0"/>
        </w:rPr>
        <w:t xml:space="preserve"> users. Many of them are willing to pay for their avatars to be cooler and have fatter swords.</w:t>
      </w:r>
    </w:p>
    <w:p w:rsidR="00000000" w:rsidDel="00000000" w:rsidP="00000000" w:rsidRDefault="00000000" w:rsidRPr="00000000" w14:paraId="0000002C">
      <w:pPr>
        <w:widowControl w:val="0"/>
        <w:rPr>
          <w:sz w:val="24"/>
          <w:szCs w:val="24"/>
        </w:rPr>
      </w:pPr>
      <w:r w:rsidDel="00000000" w:rsidR="00000000" w:rsidRPr="00000000">
        <w:rPr>
          <w:rtl w:val="0"/>
        </w:rPr>
      </w:r>
    </w:p>
    <w:p w:rsidR="00000000" w:rsidDel="00000000" w:rsidP="00000000" w:rsidRDefault="00000000" w:rsidRPr="00000000" w14:paraId="0000002D">
      <w:pPr>
        <w:widowControl w:val="0"/>
        <w:jc w:val="center"/>
        <w:rPr>
          <w:sz w:val="24"/>
          <w:szCs w:val="24"/>
        </w:rPr>
      </w:pPr>
      <w:r w:rsidDel="00000000" w:rsidR="00000000" w:rsidRPr="00000000">
        <w:rPr>
          <w:sz w:val="24"/>
          <w:szCs w:val="24"/>
        </w:rPr>
        <w:drawing>
          <wp:inline distB="114300" distT="114300" distL="114300" distR="114300">
            <wp:extent cx="3267075" cy="28575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2670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rPr>
          <w:sz w:val="24"/>
          <w:szCs w:val="24"/>
        </w:rPr>
      </w:pPr>
      <w:r w:rsidDel="00000000" w:rsidR="00000000" w:rsidRPr="00000000">
        <w:rPr>
          <w:sz w:val="24"/>
          <w:szCs w:val="24"/>
          <w:rtl w:val="0"/>
        </w:rPr>
        <w:t xml:space="preserve">“I am not satisfied with my sword.”</w:t>
      </w:r>
    </w:p>
    <w:p w:rsidR="00000000" w:rsidDel="00000000" w:rsidP="00000000" w:rsidRDefault="00000000" w:rsidRPr="00000000" w14:paraId="0000002F">
      <w:pPr>
        <w:widowControl w:val="0"/>
        <w:rPr>
          <w:sz w:val="24"/>
          <w:szCs w:val="24"/>
        </w:rPr>
      </w:pPr>
      <w:r w:rsidDel="00000000" w:rsidR="00000000" w:rsidRPr="00000000">
        <w:rPr>
          <w:sz w:val="24"/>
          <w:szCs w:val="24"/>
          <w:rtl w:val="0"/>
        </w:rPr>
        <w:t xml:space="preserve"> </w:t>
      </w:r>
    </w:p>
    <w:p w:rsidR="00000000" w:rsidDel="00000000" w:rsidP="00000000" w:rsidRDefault="00000000" w:rsidRPr="00000000" w14:paraId="00000030">
      <w:pPr>
        <w:widowControl w:val="0"/>
        <w:rPr>
          <w:sz w:val="24"/>
          <w:szCs w:val="24"/>
        </w:rPr>
      </w:pPr>
      <w:r w:rsidDel="00000000" w:rsidR="00000000" w:rsidRPr="00000000">
        <w:rPr>
          <w:sz w:val="24"/>
          <w:szCs w:val="24"/>
          <w:rtl w:val="0"/>
        </w:rPr>
        <w:t xml:space="preserve">Source: </w:t>
      </w:r>
      <w:hyperlink r:id="rId13">
        <w:r w:rsidDel="00000000" w:rsidR="00000000" w:rsidRPr="00000000">
          <w:rPr>
            <w:color w:val="1155cc"/>
            <w:sz w:val="24"/>
            <w:szCs w:val="24"/>
            <w:u w:val="single"/>
            <w:rtl w:val="0"/>
          </w:rPr>
          <w:t xml:space="preserve">https://tr.rbxcdn.com/3551af254864fa8392f9f5e378d89dfd/352/352/Avatar/Png</w:t>
        </w:r>
      </w:hyperlink>
      <w:r w:rsidDel="00000000" w:rsidR="00000000" w:rsidRPr="00000000">
        <w:rPr>
          <w:sz w:val="24"/>
          <w:szCs w:val="24"/>
          <w:rtl w:val="0"/>
        </w:rPr>
        <w:t xml:space="preserve"> </w:t>
      </w:r>
    </w:p>
    <w:p w:rsidR="00000000" w:rsidDel="00000000" w:rsidP="00000000" w:rsidRDefault="00000000" w:rsidRPr="00000000" w14:paraId="00000031">
      <w:pPr>
        <w:widowControl w:val="0"/>
        <w:rPr>
          <w:sz w:val="24"/>
          <w:szCs w:val="24"/>
        </w:rPr>
      </w:pPr>
      <w:r w:rsidDel="00000000" w:rsidR="00000000" w:rsidRPr="00000000">
        <w:rPr>
          <w:rtl w:val="0"/>
        </w:rPr>
      </w:r>
    </w:p>
    <w:p w:rsidR="00000000" w:rsidDel="00000000" w:rsidP="00000000" w:rsidRDefault="00000000" w:rsidRPr="00000000" w14:paraId="00000032">
      <w:pPr>
        <w:pStyle w:val="Heading1"/>
        <w:widowControl w:val="0"/>
        <w:rPr/>
      </w:pPr>
      <w:bookmarkStart w:colFirst="0" w:colLast="0" w:name="_oqcbcueaobw4" w:id="11"/>
      <w:bookmarkEnd w:id="11"/>
      <w:r w:rsidDel="00000000" w:rsidR="00000000" w:rsidRPr="00000000">
        <w:rPr>
          <w:rtl w:val="0"/>
        </w:rPr>
        <w:t xml:space="preserve">Unexploited Non-Fungibility</w:t>
      </w:r>
    </w:p>
    <w:p w:rsidR="00000000" w:rsidDel="00000000" w:rsidP="00000000" w:rsidRDefault="00000000" w:rsidRPr="00000000" w14:paraId="00000033">
      <w:pPr>
        <w:widowControl w:val="0"/>
        <w:rPr>
          <w:sz w:val="24"/>
          <w:szCs w:val="24"/>
        </w:rPr>
      </w:pPr>
      <w:r w:rsidDel="00000000" w:rsidR="00000000" w:rsidRPr="00000000">
        <w:rPr>
          <w:rtl w:val="0"/>
        </w:rPr>
      </w:r>
    </w:p>
    <w:p w:rsidR="00000000" w:rsidDel="00000000" w:rsidP="00000000" w:rsidRDefault="00000000" w:rsidRPr="00000000" w14:paraId="00000034">
      <w:pPr>
        <w:widowControl w:val="0"/>
        <w:rPr>
          <w:sz w:val="24"/>
          <w:szCs w:val="24"/>
        </w:rPr>
      </w:pPr>
      <w:r w:rsidDel="00000000" w:rsidR="00000000" w:rsidRPr="00000000">
        <w:rPr>
          <w:sz w:val="24"/>
          <w:szCs w:val="24"/>
          <w:rtl w:val="0"/>
        </w:rPr>
        <w:t xml:space="preserve">But enough of all this data that has the bad habit of contradicting our prejudices. Hold on to your tokens because now, mate, we are going to speculate thanks to the magic words: </w:t>
      </w:r>
      <w:r w:rsidDel="00000000" w:rsidR="00000000" w:rsidRPr="00000000">
        <w:rPr>
          <w:i w:val="1"/>
          <w:sz w:val="24"/>
          <w:szCs w:val="24"/>
          <w:rtl w:val="0"/>
        </w:rPr>
        <w:t xml:space="preserve">What if</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35">
      <w:pPr>
        <w:widowControl w:val="0"/>
        <w:rPr>
          <w:sz w:val="24"/>
          <w:szCs w:val="24"/>
        </w:rPr>
      </w:pPr>
      <w:r w:rsidDel="00000000" w:rsidR="00000000" w:rsidRPr="00000000">
        <w:rPr>
          <w:rtl w:val="0"/>
        </w:rPr>
      </w:r>
    </w:p>
    <w:p w:rsidR="00000000" w:rsidDel="00000000" w:rsidP="00000000" w:rsidRDefault="00000000" w:rsidRPr="00000000" w14:paraId="00000036">
      <w:pPr>
        <w:widowControl w:val="0"/>
        <w:rPr>
          <w:sz w:val="24"/>
          <w:szCs w:val="24"/>
        </w:rPr>
      </w:pPr>
      <w:r w:rsidDel="00000000" w:rsidR="00000000" w:rsidRPr="00000000">
        <w:rPr>
          <w:sz w:val="24"/>
          <w:szCs w:val="24"/>
          <w:rtl w:val="0"/>
        </w:rPr>
        <w:t xml:space="preserve">Entering now the tempestuous world of crazy ideas, we could start the journey by asking ourselves if we are utilizing all the possibilities of the </w:t>
      </w:r>
      <w:r w:rsidDel="00000000" w:rsidR="00000000" w:rsidRPr="00000000">
        <w:rPr>
          <w:sz w:val="24"/>
          <w:szCs w:val="24"/>
          <w:highlight w:val="yellow"/>
          <w:rtl w:val="0"/>
        </w:rPr>
        <w:t xml:space="preserve">non-fungible tokens</w:t>
      </w:r>
      <w:r w:rsidDel="00000000" w:rsidR="00000000" w:rsidRPr="00000000">
        <w:rPr>
          <w:sz w:val="24"/>
          <w:szCs w:val="24"/>
          <w:rtl w:val="0"/>
        </w:rPr>
        <w:t xml:space="preserve">. The answer to this question, we can guess, is a resounding “no”. We may be using NFTs merely for the obvious, leaving out the areas where NFTs could become the norm. We can look at it in the following way.</w:t>
      </w:r>
    </w:p>
    <w:p w:rsidR="00000000" w:rsidDel="00000000" w:rsidP="00000000" w:rsidRDefault="00000000" w:rsidRPr="00000000" w14:paraId="00000037">
      <w:pPr>
        <w:widowControl w:val="0"/>
        <w:rPr>
          <w:sz w:val="24"/>
          <w:szCs w:val="24"/>
        </w:rPr>
      </w:pPr>
      <w:r w:rsidDel="00000000" w:rsidR="00000000" w:rsidRPr="00000000">
        <w:rPr>
          <w:rtl w:val="0"/>
        </w:rPr>
      </w:r>
    </w:p>
    <w:p w:rsidR="00000000" w:rsidDel="00000000" w:rsidP="00000000" w:rsidRDefault="00000000" w:rsidRPr="00000000" w14:paraId="00000038">
      <w:pPr>
        <w:widowControl w:val="0"/>
        <w:rPr>
          <w:sz w:val="24"/>
          <w:szCs w:val="24"/>
        </w:rPr>
      </w:pPr>
      <w:r w:rsidDel="00000000" w:rsidR="00000000" w:rsidRPr="00000000">
        <w:rPr>
          <w:sz w:val="24"/>
          <w:szCs w:val="24"/>
          <w:rtl w:val="0"/>
        </w:rPr>
        <w:t xml:space="preserve">What if we split everything? What if we view NFTs only as the part that represents indivisible properties</w:t>
      </w:r>
      <w:r w:rsidDel="00000000" w:rsidR="00000000" w:rsidRPr="00000000">
        <w:rPr>
          <w:sz w:val="24"/>
          <w:szCs w:val="24"/>
          <w:rtl w:val="0"/>
        </w:rPr>
        <w:t xml:space="preserve"> </w:t>
      </w:r>
      <w:r w:rsidDel="00000000" w:rsidR="00000000" w:rsidRPr="00000000">
        <w:rPr>
          <w:sz w:val="24"/>
          <w:szCs w:val="24"/>
          <w:rtl w:val="0"/>
        </w:rPr>
        <w:t xml:space="preserve">and the rest of the attributes could be more variable to be separated? What kind of assets could be represented by this data structure? It could be that we are grossly underutilizing this useful crypto tool. </w:t>
      </w:r>
    </w:p>
    <w:p w:rsidR="00000000" w:rsidDel="00000000" w:rsidP="00000000" w:rsidRDefault="00000000" w:rsidRPr="00000000" w14:paraId="00000039">
      <w:pPr>
        <w:widowControl w:val="0"/>
        <w:rPr>
          <w:sz w:val="24"/>
          <w:szCs w:val="24"/>
        </w:rPr>
      </w:pPr>
      <w:r w:rsidDel="00000000" w:rsidR="00000000" w:rsidRPr="00000000">
        <w:rPr>
          <w:rtl w:val="0"/>
        </w:rPr>
      </w:r>
    </w:p>
    <w:p w:rsidR="00000000" w:rsidDel="00000000" w:rsidP="00000000" w:rsidRDefault="00000000" w:rsidRPr="00000000" w14:paraId="0000003A">
      <w:pPr>
        <w:widowControl w:val="0"/>
        <w:rPr>
          <w:sz w:val="24"/>
          <w:szCs w:val="24"/>
        </w:rPr>
      </w:pPr>
      <w:r w:rsidDel="00000000" w:rsidR="00000000" w:rsidRPr="00000000">
        <w:rPr>
          <w:sz w:val="24"/>
          <w:szCs w:val="24"/>
          <w:rtl w:val="0"/>
        </w:rPr>
        <w:t xml:space="preserve">Moreover, we talk much about </w:t>
      </w:r>
      <w:r w:rsidDel="00000000" w:rsidR="00000000" w:rsidRPr="00000000">
        <w:rPr>
          <w:sz w:val="24"/>
          <w:szCs w:val="24"/>
          <w:highlight w:val="yellow"/>
          <w:rtl w:val="0"/>
        </w:rPr>
        <w:t xml:space="preserve">non-fungible tokens</w:t>
      </w:r>
      <w:r w:rsidDel="00000000" w:rsidR="00000000" w:rsidRPr="00000000">
        <w:rPr>
          <w:sz w:val="24"/>
          <w:szCs w:val="24"/>
          <w:rtl w:val="0"/>
        </w:rPr>
        <w:t xml:space="preserve"> as an asset, but what about the owners, the users? Aren’t they non-fungible too? Can this change how we understand digital identity?</w:t>
      </w:r>
    </w:p>
    <w:p w:rsidR="00000000" w:rsidDel="00000000" w:rsidP="00000000" w:rsidRDefault="00000000" w:rsidRPr="00000000" w14:paraId="0000003B">
      <w:pPr>
        <w:widowControl w:val="0"/>
        <w:rPr>
          <w:sz w:val="24"/>
          <w:szCs w:val="24"/>
        </w:rPr>
      </w:pPr>
      <w:r w:rsidDel="00000000" w:rsidR="00000000" w:rsidRPr="00000000">
        <w:rPr>
          <w:rtl w:val="0"/>
        </w:rPr>
      </w:r>
    </w:p>
    <w:p w:rsidR="00000000" w:rsidDel="00000000" w:rsidP="00000000" w:rsidRDefault="00000000" w:rsidRPr="00000000" w14:paraId="0000003C">
      <w:pPr>
        <w:pStyle w:val="Heading1"/>
        <w:widowControl w:val="0"/>
        <w:rPr/>
      </w:pPr>
      <w:bookmarkStart w:colFirst="0" w:colLast="0" w:name="_2lstc63gs432" w:id="12"/>
      <w:bookmarkEnd w:id="12"/>
      <w:r w:rsidDel="00000000" w:rsidR="00000000" w:rsidRPr="00000000">
        <w:rPr>
          <w:rtl w:val="0"/>
        </w:rPr>
        <w:t xml:space="preserve">NFTs Out of the Digital Economy</w:t>
      </w:r>
    </w:p>
    <w:p w:rsidR="00000000" w:rsidDel="00000000" w:rsidP="00000000" w:rsidRDefault="00000000" w:rsidRPr="00000000" w14:paraId="0000003D">
      <w:pPr>
        <w:widowControl w:val="0"/>
        <w:rPr>
          <w:sz w:val="24"/>
          <w:szCs w:val="24"/>
        </w:rPr>
      </w:pPr>
      <w:r w:rsidDel="00000000" w:rsidR="00000000" w:rsidRPr="00000000">
        <w:rPr>
          <w:rtl w:val="0"/>
        </w:rPr>
      </w:r>
    </w:p>
    <w:p w:rsidR="00000000" w:rsidDel="00000000" w:rsidP="00000000" w:rsidRDefault="00000000" w:rsidRPr="00000000" w14:paraId="0000003E">
      <w:pPr>
        <w:widowControl w:val="0"/>
        <w:rPr>
          <w:sz w:val="24"/>
          <w:szCs w:val="24"/>
        </w:rPr>
      </w:pPr>
      <w:r w:rsidDel="00000000" w:rsidR="00000000" w:rsidRPr="00000000">
        <w:rPr>
          <w:sz w:val="24"/>
          <w:szCs w:val="24"/>
          <w:rtl w:val="0"/>
        </w:rPr>
        <w:t xml:space="preserve">So far, to define identity, we have always relied on some kind of physical support to declare the identity, usually cards or documents. But, with digital identity, we use electronic signatures also on cards or mobile devices. </w:t>
      </w:r>
    </w:p>
    <w:p w:rsidR="00000000" w:rsidDel="00000000" w:rsidP="00000000" w:rsidRDefault="00000000" w:rsidRPr="00000000" w14:paraId="0000003F">
      <w:pPr>
        <w:widowControl w:val="0"/>
        <w:rPr>
          <w:sz w:val="24"/>
          <w:szCs w:val="24"/>
        </w:rPr>
      </w:pPr>
      <w:r w:rsidDel="00000000" w:rsidR="00000000" w:rsidRPr="00000000">
        <w:rPr>
          <w:rtl w:val="0"/>
        </w:rPr>
      </w:r>
    </w:p>
    <w:p w:rsidR="00000000" w:rsidDel="00000000" w:rsidP="00000000" w:rsidRDefault="00000000" w:rsidRPr="00000000" w14:paraId="00000040">
      <w:pPr>
        <w:widowControl w:val="0"/>
        <w:rPr>
          <w:sz w:val="24"/>
          <w:szCs w:val="24"/>
        </w:rPr>
      </w:pPr>
      <w:r w:rsidDel="00000000" w:rsidR="00000000" w:rsidRPr="00000000">
        <w:rPr>
          <w:sz w:val="24"/>
          <w:szCs w:val="24"/>
          <w:rtl w:val="0"/>
        </w:rPr>
        <w:t xml:space="preserve">The question is, does that identity represent you or the person who has the card? Or maybe it stands for the device?</w:t>
      </w:r>
    </w:p>
    <w:p w:rsidR="00000000" w:rsidDel="00000000" w:rsidP="00000000" w:rsidRDefault="00000000" w:rsidRPr="00000000" w14:paraId="00000041">
      <w:pPr>
        <w:widowControl w:val="0"/>
        <w:rPr>
          <w:sz w:val="24"/>
          <w:szCs w:val="24"/>
        </w:rPr>
      </w:pPr>
      <w:r w:rsidDel="00000000" w:rsidR="00000000" w:rsidRPr="00000000">
        <w:rPr>
          <w:rtl w:val="0"/>
        </w:rPr>
      </w:r>
    </w:p>
    <w:p w:rsidR="00000000" w:rsidDel="00000000" w:rsidP="00000000" w:rsidRDefault="00000000" w:rsidRPr="00000000" w14:paraId="00000042">
      <w:pPr>
        <w:widowControl w:val="0"/>
        <w:rPr>
          <w:sz w:val="24"/>
          <w:szCs w:val="24"/>
        </w:rPr>
      </w:pPr>
      <w:r w:rsidDel="00000000" w:rsidR="00000000" w:rsidRPr="00000000">
        <w:rPr>
          <w:sz w:val="24"/>
          <w:szCs w:val="24"/>
        </w:rPr>
        <w:drawing>
          <wp:inline distB="114300" distT="114300" distL="114300" distR="114300">
            <wp:extent cx="5731200" cy="3822700"/>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rPr>
          <w:sz w:val="24"/>
          <w:szCs w:val="24"/>
        </w:rPr>
      </w:pPr>
      <w:r w:rsidDel="00000000" w:rsidR="00000000" w:rsidRPr="00000000">
        <w:rPr>
          <w:sz w:val="24"/>
          <w:szCs w:val="24"/>
          <w:rtl w:val="0"/>
        </w:rPr>
        <w:t xml:space="preserve">Source: </w:t>
      </w:r>
      <w:hyperlink r:id="rId15">
        <w:r w:rsidDel="00000000" w:rsidR="00000000" w:rsidRPr="00000000">
          <w:rPr>
            <w:color w:val="1155cc"/>
            <w:sz w:val="24"/>
            <w:szCs w:val="24"/>
            <w:u w:val="single"/>
            <w:rtl w:val="0"/>
          </w:rPr>
          <w:t xml:space="preserve">https://www.canva.com/photos/MADesP-KSXI-man-unlock-his-mobile-phone-with-facial-recognition-and-authentication-technology/</w:t>
        </w:r>
      </w:hyperlink>
      <w:r w:rsidDel="00000000" w:rsidR="00000000" w:rsidRPr="00000000">
        <w:rPr>
          <w:sz w:val="24"/>
          <w:szCs w:val="24"/>
          <w:rtl w:val="0"/>
        </w:rPr>
        <w:t xml:space="preserve"> </w:t>
      </w:r>
    </w:p>
    <w:p w:rsidR="00000000" w:rsidDel="00000000" w:rsidP="00000000" w:rsidRDefault="00000000" w:rsidRPr="00000000" w14:paraId="00000044">
      <w:pPr>
        <w:widowControl w:val="0"/>
        <w:rPr>
          <w:sz w:val="24"/>
          <w:szCs w:val="24"/>
        </w:rPr>
      </w:pPr>
      <w:r w:rsidDel="00000000" w:rsidR="00000000" w:rsidRPr="00000000">
        <w:rPr>
          <w:rtl w:val="0"/>
        </w:rPr>
      </w:r>
    </w:p>
    <w:p w:rsidR="00000000" w:rsidDel="00000000" w:rsidP="00000000" w:rsidRDefault="00000000" w:rsidRPr="00000000" w14:paraId="00000045">
      <w:pPr>
        <w:widowControl w:val="0"/>
        <w:rPr>
          <w:sz w:val="24"/>
          <w:szCs w:val="24"/>
        </w:rPr>
      </w:pPr>
      <w:r w:rsidDel="00000000" w:rsidR="00000000" w:rsidRPr="00000000">
        <w:rPr>
          <w:sz w:val="24"/>
          <w:szCs w:val="24"/>
          <w:rtl w:val="0"/>
        </w:rPr>
        <w:t xml:space="preserve">In the case of digital identities that use a mobile phone as a means of authentication, identity is assigned to the device, so whoever has the device has the identity. The identity itself is indivisible (</w:t>
      </w:r>
      <w:r w:rsidDel="00000000" w:rsidR="00000000" w:rsidRPr="00000000">
        <w:rPr>
          <w:sz w:val="24"/>
          <w:szCs w:val="24"/>
          <w:highlight w:val="yellow"/>
          <w:rtl w:val="0"/>
        </w:rPr>
        <w:t xml:space="preserve">non-fungible token</w:t>
      </w:r>
      <w:r w:rsidDel="00000000" w:rsidR="00000000" w:rsidRPr="00000000">
        <w:rPr>
          <w:sz w:val="24"/>
          <w:szCs w:val="24"/>
          <w:rtl w:val="0"/>
        </w:rPr>
        <w:t xml:space="preserve"> alert), but the attributes that can be assigned to it could vary depending on the type of authorization it provides, be it voting, driving a car, or paying taxes (metadata). One of these attributes could be the identification of the device or devices that may be involved in authenticating the identity of a user or owner.</w:t>
      </w:r>
    </w:p>
    <w:p w:rsidR="00000000" w:rsidDel="00000000" w:rsidP="00000000" w:rsidRDefault="00000000" w:rsidRPr="00000000" w14:paraId="00000046">
      <w:pPr>
        <w:widowControl w:val="0"/>
        <w:rPr>
          <w:sz w:val="24"/>
          <w:szCs w:val="24"/>
        </w:rPr>
      </w:pPr>
      <w:r w:rsidDel="00000000" w:rsidR="00000000" w:rsidRPr="00000000">
        <w:rPr>
          <w:rtl w:val="0"/>
        </w:rPr>
      </w:r>
    </w:p>
    <w:p w:rsidR="00000000" w:rsidDel="00000000" w:rsidP="00000000" w:rsidRDefault="00000000" w:rsidRPr="00000000" w14:paraId="00000047">
      <w:pPr>
        <w:widowControl w:val="0"/>
        <w:rPr>
          <w:sz w:val="24"/>
          <w:szCs w:val="24"/>
        </w:rPr>
      </w:pPr>
      <w:r w:rsidDel="00000000" w:rsidR="00000000" w:rsidRPr="00000000">
        <w:rPr>
          <w:sz w:val="24"/>
          <w:szCs w:val="24"/>
          <w:rtl w:val="0"/>
        </w:rPr>
        <w:t xml:space="preserve">Another under-exploited aspect of </w:t>
      </w:r>
      <w:r w:rsidDel="00000000" w:rsidR="00000000" w:rsidRPr="00000000">
        <w:rPr>
          <w:sz w:val="24"/>
          <w:szCs w:val="24"/>
          <w:highlight w:val="yellow"/>
          <w:rtl w:val="0"/>
        </w:rPr>
        <w:t xml:space="preserve">non-fungible tokens</w:t>
      </w:r>
      <w:r w:rsidDel="00000000" w:rsidR="00000000" w:rsidRPr="00000000">
        <w:rPr>
          <w:sz w:val="24"/>
          <w:szCs w:val="24"/>
          <w:rtl w:val="0"/>
        </w:rPr>
        <w:t xml:space="preserve"> is their potential as a tool for the financial sector. </w:t>
      </w:r>
      <w:r w:rsidDel="00000000" w:rsidR="00000000" w:rsidRPr="00000000">
        <w:rPr>
          <w:sz w:val="24"/>
          <w:szCs w:val="24"/>
          <w:shd w:fill="ff9900" w:val="clear"/>
          <w:rtl w:val="0"/>
        </w:rPr>
        <w:t xml:space="preserve">ERC20 tokens</w:t>
      </w:r>
      <w:r w:rsidDel="00000000" w:rsidR="00000000" w:rsidRPr="00000000">
        <w:rPr>
          <w:sz w:val="24"/>
          <w:szCs w:val="24"/>
          <w:rtl w:val="0"/>
        </w:rPr>
        <w:t xml:space="preserve"> were well suited to represent shares or divisible assets, but what would an indivisible financial asset look like? This type of concept is better suited to the intangible aspect of assets, one that, although considered in every negotiation, is not usually embodied in a contract. We refer to ideas, organizations, structures, or contacts that make it possible for a project of any kind to be delivered.</w:t>
      </w:r>
    </w:p>
    <w:p w:rsidR="00000000" w:rsidDel="00000000" w:rsidP="00000000" w:rsidRDefault="00000000" w:rsidRPr="00000000" w14:paraId="00000048">
      <w:pPr>
        <w:widowControl w:val="0"/>
        <w:rPr>
          <w:sz w:val="24"/>
          <w:szCs w:val="24"/>
        </w:rPr>
      </w:pPr>
      <w:r w:rsidDel="00000000" w:rsidR="00000000" w:rsidRPr="00000000">
        <w:rPr>
          <w:rtl w:val="0"/>
        </w:rPr>
      </w:r>
    </w:p>
    <w:p w:rsidR="00000000" w:rsidDel="00000000" w:rsidP="00000000" w:rsidRDefault="00000000" w:rsidRPr="00000000" w14:paraId="00000049">
      <w:pPr>
        <w:widowControl w:val="0"/>
        <w:rPr>
          <w:sz w:val="24"/>
          <w:szCs w:val="24"/>
        </w:rPr>
      </w:pPr>
      <w:r w:rsidDel="00000000" w:rsidR="00000000" w:rsidRPr="00000000">
        <w:rPr>
          <w:sz w:val="24"/>
          <w:szCs w:val="24"/>
          <w:rtl w:val="0"/>
        </w:rPr>
        <w:t xml:space="preserve">There has been speculation on the possibility of making real estate a </w:t>
      </w:r>
      <w:r w:rsidDel="00000000" w:rsidR="00000000" w:rsidRPr="00000000">
        <w:rPr>
          <w:sz w:val="24"/>
          <w:szCs w:val="24"/>
          <w:highlight w:val="yellow"/>
          <w:rtl w:val="0"/>
        </w:rPr>
        <w:t xml:space="preserve">non-fungible token</w:t>
      </w:r>
      <w:r w:rsidDel="00000000" w:rsidR="00000000" w:rsidRPr="00000000">
        <w:rPr>
          <w:sz w:val="24"/>
          <w:szCs w:val="24"/>
          <w:rtl w:val="0"/>
        </w:rPr>
        <w:t xml:space="preserve"> but, what about the idea of the building, the design it contains? If we think of a project as a hierarchical set of contracts and assets, the NFTs could be part of the set in those aspects that are more difficult to define and assess.</w:t>
      </w:r>
    </w:p>
    <w:p w:rsidR="00000000" w:rsidDel="00000000" w:rsidP="00000000" w:rsidRDefault="00000000" w:rsidRPr="00000000" w14:paraId="0000004A">
      <w:pPr>
        <w:widowControl w:val="0"/>
        <w:rPr>
          <w:sz w:val="24"/>
          <w:szCs w:val="24"/>
        </w:rPr>
      </w:pPr>
      <w:r w:rsidDel="00000000" w:rsidR="00000000" w:rsidRPr="00000000">
        <w:rPr>
          <w:rtl w:val="0"/>
        </w:rPr>
      </w:r>
    </w:p>
    <w:p w:rsidR="00000000" w:rsidDel="00000000" w:rsidP="00000000" w:rsidRDefault="00000000" w:rsidRPr="00000000" w14:paraId="0000004B">
      <w:pPr>
        <w:widowControl w:val="0"/>
        <w:rPr>
          <w:sz w:val="24"/>
          <w:szCs w:val="24"/>
        </w:rPr>
      </w:pPr>
      <w:r w:rsidDel="00000000" w:rsidR="00000000" w:rsidRPr="00000000">
        <w:rPr>
          <w:sz w:val="24"/>
          <w:szCs w:val="24"/>
          <w:rtl w:val="0"/>
        </w:rPr>
        <w:t xml:space="preserve">The last aspect to mention is the more social part of the economic agreements — the favors, the contacts. Deals do not occur if the right parties do not meet, and this is possible in some circumstances through intermediaries who create the right forum for consensus to happen. Again an intangible and binary asset, therefore another possible candidate for </w:t>
      </w:r>
      <w:r w:rsidDel="00000000" w:rsidR="00000000" w:rsidRPr="00000000">
        <w:rPr>
          <w:sz w:val="24"/>
          <w:szCs w:val="24"/>
          <w:highlight w:val="yellow"/>
          <w:rtl w:val="0"/>
        </w:rPr>
        <w:t xml:space="preserve">non-fungible token</w:t>
      </w:r>
      <w:r w:rsidDel="00000000" w:rsidR="00000000" w:rsidRPr="00000000">
        <w:rPr>
          <w:sz w:val="24"/>
          <w:szCs w:val="24"/>
          <w:rtl w:val="0"/>
        </w:rPr>
        <w:t xml:space="preserve">. Either it exists or it does not.</w:t>
      </w:r>
    </w:p>
    <w:p w:rsidR="00000000" w:rsidDel="00000000" w:rsidP="00000000" w:rsidRDefault="00000000" w:rsidRPr="00000000" w14:paraId="0000004C">
      <w:pPr>
        <w:widowControl w:val="0"/>
        <w:rPr>
          <w:sz w:val="24"/>
          <w:szCs w:val="24"/>
        </w:rPr>
      </w:pPr>
      <w:r w:rsidDel="00000000" w:rsidR="00000000" w:rsidRPr="00000000">
        <w:rPr>
          <w:rtl w:val="0"/>
        </w:rPr>
      </w:r>
    </w:p>
    <w:p w:rsidR="00000000" w:rsidDel="00000000" w:rsidP="00000000" w:rsidRDefault="00000000" w:rsidRPr="00000000" w14:paraId="0000004D">
      <w:pPr>
        <w:widowControl w:val="0"/>
        <w:rPr>
          <w:sz w:val="24"/>
          <w:szCs w:val="24"/>
        </w:rPr>
      </w:pPr>
      <w:r w:rsidDel="00000000" w:rsidR="00000000" w:rsidRPr="00000000">
        <w:rPr>
          <w:sz w:val="24"/>
          <w:szCs w:val="24"/>
          <w:rtl w:val="0"/>
        </w:rPr>
        <w:t xml:space="preserve">Of course, all these are just notes, somewhat far-fetched ideas, but applying the possibilities that current or future implementations of NFTs could make them something that goes far beyond buying a special jpg file. In any case, it would be a future based on the consolidated success of the NFTs in the gaming world, where they have found the perfect environment to continue growing for the moment.</w:t>
      </w:r>
    </w:p>
    <w:p w:rsidR="00000000" w:rsidDel="00000000" w:rsidP="00000000" w:rsidRDefault="00000000" w:rsidRPr="00000000" w14:paraId="0000004E">
      <w:pPr>
        <w:widowControl w:val="0"/>
        <w:rPr>
          <w:sz w:val="24"/>
          <w:szCs w:val="24"/>
        </w:rPr>
      </w:pPr>
      <w:r w:rsidDel="00000000" w:rsidR="00000000" w:rsidRPr="00000000">
        <w:rPr>
          <w:rtl w:val="0"/>
        </w:rPr>
      </w:r>
    </w:p>
    <w:p w:rsidR="00000000" w:rsidDel="00000000" w:rsidP="00000000" w:rsidRDefault="00000000" w:rsidRPr="00000000" w14:paraId="0000004F">
      <w:pPr>
        <w:widowControl w:val="0"/>
        <w:rPr>
          <w:sz w:val="24"/>
          <w:szCs w:val="24"/>
        </w:rPr>
      </w:pPr>
      <w:r w:rsidDel="00000000" w:rsidR="00000000" w:rsidRPr="00000000">
        <w:rPr>
          <w:sz w:val="24"/>
          <w:szCs w:val="24"/>
          <w:rtl w:val="0"/>
        </w:rPr>
        <w:t xml:space="preserve">It is possible that as the applications being developed for NFTs evolve, we could see </w:t>
      </w:r>
      <w:r w:rsidDel="00000000" w:rsidR="00000000" w:rsidRPr="00000000">
        <w:rPr>
          <w:sz w:val="24"/>
          <w:szCs w:val="24"/>
          <w:shd w:fill="ff9900" w:val="clear"/>
          <w:rtl w:val="0"/>
        </w:rPr>
        <w:t xml:space="preserve">DeFi wallets</w:t>
      </w:r>
      <w:r w:rsidDel="00000000" w:rsidR="00000000" w:rsidRPr="00000000">
        <w:rPr>
          <w:sz w:val="24"/>
          <w:szCs w:val="24"/>
          <w:rtl w:val="0"/>
        </w:rPr>
        <w:t xml:space="preserve"> with support for </w:t>
      </w:r>
      <w:r w:rsidDel="00000000" w:rsidR="00000000" w:rsidRPr="00000000">
        <w:rPr>
          <w:sz w:val="24"/>
          <w:szCs w:val="24"/>
          <w:highlight w:val="yellow"/>
          <w:rtl w:val="0"/>
        </w:rPr>
        <w:t xml:space="preserve">non-fungible tokens</w:t>
      </w:r>
      <w:r w:rsidDel="00000000" w:rsidR="00000000" w:rsidRPr="00000000">
        <w:rPr>
          <w:sz w:val="24"/>
          <w:szCs w:val="24"/>
          <w:rtl w:val="0"/>
        </w:rPr>
        <w:t xml:space="preserve">, such as </w:t>
      </w:r>
      <w:hyperlink r:id="rId16">
        <w:r w:rsidDel="00000000" w:rsidR="00000000" w:rsidRPr="00000000">
          <w:rPr>
            <w:color w:val="1155cc"/>
            <w:sz w:val="24"/>
            <w:szCs w:val="24"/>
            <w:u w:val="single"/>
            <w:rtl w:val="0"/>
          </w:rPr>
          <w:t xml:space="preserve">Eidoo wallet</w:t>
        </w:r>
      </w:hyperlink>
      <w:r w:rsidDel="00000000" w:rsidR="00000000" w:rsidRPr="00000000">
        <w:rPr>
          <w:sz w:val="24"/>
          <w:szCs w:val="24"/>
          <w:rtl w:val="0"/>
        </w:rPr>
        <w:t xml:space="preserve"> with its NFT manager or </w:t>
      </w:r>
      <w:hyperlink r:id="rId17">
        <w:r w:rsidDel="00000000" w:rsidR="00000000" w:rsidRPr="00000000">
          <w:rPr>
            <w:color w:val="1155cc"/>
            <w:sz w:val="24"/>
            <w:szCs w:val="24"/>
            <w:u w:val="single"/>
            <w:rtl w:val="0"/>
          </w:rPr>
          <w:t xml:space="preserve">Metamask</w:t>
        </w:r>
      </w:hyperlink>
      <w:r w:rsidDel="00000000" w:rsidR="00000000" w:rsidRPr="00000000">
        <w:rPr>
          <w:sz w:val="24"/>
          <w:szCs w:val="24"/>
          <w:rtl w:val="0"/>
        </w:rPr>
        <w:t xml:space="preserve">, become more than just wallets.</w:t>
      </w:r>
    </w:p>
    <w:p w:rsidR="00000000" w:rsidDel="00000000" w:rsidP="00000000" w:rsidRDefault="00000000" w:rsidRPr="00000000" w14:paraId="00000050">
      <w:pPr>
        <w:widowControl w:val="0"/>
        <w:rPr>
          <w:sz w:val="24"/>
          <w:szCs w:val="24"/>
        </w:rPr>
      </w:pPr>
      <w:r w:rsidDel="00000000" w:rsidR="00000000" w:rsidRPr="00000000">
        <w:rPr>
          <w:rtl w:val="0"/>
        </w:rPr>
      </w:r>
    </w:p>
    <w:p w:rsidR="00000000" w:rsidDel="00000000" w:rsidP="00000000" w:rsidRDefault="00000000" w:rsidRPr="00000000" w14:paraId="00000051">
      <w:pPr>
        <w:widowControl w:val="0"/>
        <w:spacing w:after="160" w:lineRule="auto"/>
        <w:rPr>
          <w:color w:val="000000"/>
          <w:sz w:val="28"/>
          <w:szCs w:val="28"/>
        </w:rPr>
      </w:pPr>
      <w:r w:rsidDel="00000000" w:rsidR="00000000" w:rsidRPr="00000000">
        <w:rPr>
          <w:sz w:val="24"/>
          <w:szCs w:val="24"/>
          <w:rtl w:val="0"/>
        </w:rPr>
        <w:t xml:space="preserve">It seems that it is needed, wouldn’t you agree?</w:t>
      </w:r>
      <w:r w:rsidDel="00000000" w:rsidR="00000000" w:rsidRPr="00000000">
        <w:rPr>
          <w:rtl w:val="0"/>
        </w:rPr>
      </w:r>
    </w:p>
    <w:p w:rsidR="00000000" w:rsidDel="00000000" w:rsidP="00000000" w:rsidRDefault="00000000" w:rsidRPr="00000000" w14:paraId="00000052">
      <w:pPr>
        <w:widowControl w:val="0"/>
        <w:spacing w:after="200" w:lineRule="auto"/>
        <w:ind w:left="0" w:firstLine="0"/>
        <w:rPr>
          <w:sz w:val="24"/>
          <w:szCs w:val="24"/>
        </w:rPr>
      </w:pPr>
      <w:r w:rsidDel="00000000" w:rsidR="00000000" w:rsidRPr="00000000">
        <w:rPr>
          <w:rtl w:val="0"/>
        </w:rPr>
      </w:r>
    </w:p>
    <w:sectPr>
      <w:headerReference r:id="rId18" w:type="default"/>
      <w:headerReference r:id="rId19" w:type="first"/>
      <w:footerReference r:id="rId20" w:type="default"/>
      <w:footerReference r:id="rId21" w:type="first"/>
      <w:pgSz w:h="16838" w:w="11906" w:orient="portrait"/>
      <w:pgMar w:bottom="1440" w:top="1440" w:left="1440" w:right="1440" w:header="288" w:footer="288"/>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varo Ruiz" w:id="5" w:date="2021-06-07T13:43:15Z">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bloomberg</w:t>
      </w:r>
    </w:p>
  </w:comment>
  <w:comment w:author="Michele Montecchi" w:id="0" w:date="2021-06-07T12:51:30Z">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needs to be reviewed. Either we have an old number or we are using the wrong phrasing</w:t>
      </w:r>
    </w:p>
  </w:comment>
  <w:comment w:author="Alvaro Ruiz" w:id="1" w:date="2021-06-07T13:21:12Z">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 me research other sources than statista.</w:t>
      </w:r>
    </w:p>
  </w:comment>
  <w:comment w:author="Alvaro Ruiz" w:id="2" w:date="2021-06-07T14:18:28Z">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business updated with Bloomberg data but I haven't found different figures for the number of users.</w:t>
      </w:r>
    </w:p>
  </w:comment>
  <w:comment w:author="Michele Montecchi" w:id="3" w:date="2021-06-07T15:10:54Z">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problem is not the source but what pales compared to what. I don't get which is the little number and which is the big one</w:t>
      </w:r>
    </w:p>
  </w:comment>
  <w:comment w:author="Alvaro Ruiz" w:id="4" w:date="2021-06-07T15:23:38Z">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understood. Emphasized the customer base figure as potential newcomers for NFT.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jc w:val="left"/>
      <w:rPr>
        <w:rFonts w:ascii="Montserrat Medium" w:cs="Montserrat Medium" w:eastAsia="Montserrat Medium" w:hAnsi="Montserrat Medium"/>
        <w:i w:val="1"/>
      </w:rPr>
    </w:pPr>
    <w:hyperlink r:id="rId1">
      <w:r w:rsidDel="00000000" w:rsidR="00000000" w:rsidRPr="00000000">
        <w:rPr>
          <w:rFonts w:ascii="Montserrat Medium" w:cs="Montserrat Medium" w:eastAsia="Montserrat Medium" w:hAnsi="Montserrat Medium"/>
          <w:i w:val="1"/>
          <w:rtl w:val="0"/>
        </w:rPr>
        <w:t xml:space="preserve">Confidential</w:t>
      </w:r>
    </w:hyperlink>
    <w:r w:rsidDel="00000000" w:rsidR="00000000" w:rsidRPr="00000000">
      <w:rPr>
        <w:i w:val="1"/>
      </w:rPr>
      <w:drawing>
        <wp:inline distB="114300" distT="114300" distL="114300" distR="114300">
          <wp:extent cx="4060292" cy="744249"/>
          <wp:effectExtent b="0" l="0" r="0" t="0"/>
          <wp:docPr id="2"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4060292" cy="744249"/>
                  </a:xfrm>
                  <a:prstGeom prst="rect"/>
                  <a:ln/>
                </pic:spPr>
              </pic:pic>
            </a:graphicData>
          </a:graphic>
        </wp:inline>
      </w:drawing>
    </w:r>
    <w:r w:rsidDel="00000000" w:rsidR="00000000" w:rsidRPr="00000000">
      <w:rPr>
        <w:rFonts w:ascii="Montserrat Medium" w:cs="Montserrat Medium" w:eastAsia="Montserrat Medium" w:hAnsi="Montserrat Medium"/>
        <w:i w:val="1"/>
      </w:rPr>
      <w:fldChar w:fldCharType="begin"/>
      <w:instrText xml:space="preserve">PAGE</w:instrText>
      <w:fldChar w:fldCharType="separate"/>
      <w:fldChar w:fldCharType="end"/>
    </w:r>
    <w:r w:rsidDel="00000000" w:rsidR="00000000" w:rsidRPr="00000000">
      <w:rPr>
        <w:rFonts w:ascii="Montserrat Medium" w:cs="Montserrat Medium" w:eastAsia="Montserrat Medium" w:hAnsi="Montserrat Medium"/>
        <w:i w:val="1"/>
        <w:rtl w:val="0"/>
      </w:rPr>
      <w:t xml:space="preserve"> of </w:t>
    </w:r>
    <w:r w:rsidDel="00000000" w:rsidR="00000000" w:rsidRPr="00000000">
      <w:rPr>
        <w:i w:val="1"/>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spacing w:line="240" w:lineRule="auto"/>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jc w:val="center"/>
      <w:rPr/>
    </w:pPr>
    <w:r w:rsidDel="00000000" w:rsidR="00000000" w:rsidRPr="00000000">
      <w:rPr>
        <w:rtl w:val="0"/>
      </w:rPr>
    </w:r>
    <w:r w:rsidDel="00000000" w:rsidR="00000000" w:rsidRPr="00000000">
      <w:drawing>
        <wp:anchor allowOverlap="1" behindDoc="0" distB="342900" distT="342900" distL="342900" distR="342900" hidden="0" layoutInCell="1" locked="0" relativeHeight="0" simplePos="0">
          <wp:simplePos x="0" y="0"/>
          <wp:positionH relativeFrom="column">
            <wp:posOffset>-457199</wp:posOffset>
          </wp:positionH>
          <wp:positionV relativeFrom="paragraph">
            <wp:posOffset>581025</wp:posOffset>
          </wp:positionV>
          <wp:extent cx="1963307" cy="8863200"/>
          <wp:effectExtent b="0" l="0" r="0" t="0"/>
          <wp:wrapSquare wrapText="bothSides" distB="342900" distT="342900" distL="342900" distR="342900"/>
          <wp:docPr id="4"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963307" cy="88632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Medium" w:cs="Montserrat Medium" w:eastAsia="Montserrat Medium" w:hAnsi="Montserrat Medium"/>
        <w:color w:val="51565b"/>
        <w:sz w:val="22"/>
        <w:szCs w:val="22"/>
        <w:lang w:val="en"/>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right" w:pos="9030"/>
      </w:tabs>
    </w:pPr>
    <w:rPr>
      <w:rFonts w:ascii="Montserrat" w:cs="Montserrat" w:eastAsia="Montserrat" w:hAnsi="Montserrat"/>
      <w:b w:val="1"/>
      <w:color w:val="621e5e"/>
      <w:sz w:val="48"/>
      <w:szCs w:val="48"/>
    </w:rPr>
  </w:style>
  <w:style w:type="paragraph" w:styleId="Heading2">
    <w:name w:val="heading 2"/>
    <w:basedOn w:val="Normal"/>
    <w:next w:val="Normal"/>
    <w:pPr>
      <w:keepNext w:val="1"/>
      <w:keepLines w:val="1"/>
      <w:spacing w:after="200" w:line="240" w:lineRule="auto"/>
      <w:jc w:val="left"/>
    </w:pPr>
    <w:rPr>
      <w:rFonts w:ascii="Montserrat" w:cs="Montserrat" w:eastAsia="Montserrat" w:hAnsi="Montserrat"/>
      <w:b w:val="1"/>
      <w:color w:val="621e5e"/>
      <w:sz w:val="40"/>
      <w:szCs w:val="40"/>
    </w:rPr>
  </w:style>
  <w:style w:type="paragraph" w:styleId="Heading3">
    <w:name w:val="heading 3"/>
    <w:basedOn w:val="Normal"/>
    <w:next w:val="Normal"/>
    <w:pPr>
      <w:keepNext w:val="1"/>
      <w:keepLines w:val="1"/>
      <w:spacing w:after="200" w:line="276" w:lineRule="auto"/>
    </w:pPr>
    <w:rPr>
      <w:rFonts w:ascii="Montserrat" w:cs="Montserrat" w:eastAsia="Montserrat" w:hAnsi="Montserrat"/>
      <w:b w:val="1"/>
      <w:color w:val="00aa95"/>
      <w:sz w:val="32"/>
      <w:szCs w:val="32"/>
    </w:rPr>
  </w:style>
  <w:style w:type="paragraph" w:styleId="Heading4">
    <w:name w:val="heading 4"/>
    <w:basedOn w:val="Normal"/>
    <w:next w:val="Normal"/>
    <w:pPr>
      <w:keepNext w:val="1"/>
      <w:keepLines w:val="1"/>
      <w:tabs>
        <w:tab w:val="right" w:pos="9030"/>
      </w:tabs>
    </w:pPr>
    <w:rPr>
      <w:rFonts w:ascii="Montserrat" w:cs="Montserrat" w:eastAsia="Montserrat" w:hAnsi="Montserrat"/>
      <w:b w:val="1"/>
      <w:sz w:val="26"/>
      <w:szCs w:val="26"/>
    </w:rPr>
  </w:style>
  <w:style w:type="paragraph" w:styleId="Heading5">
    <w:name w:val="heading 5"/>
    <w:basedOn w:val="Normal"/>
    <w:next w:val="Normal"/>
    <w:pPr>
      <w:keepNext w:val="1"/>
      <w:keepLines w:val="1"/>
      <w:spacing w:line="276" w:lineRule="auto"/>
      <w:jc w:val="center"/>
    </w:pPr>
    <w:rPr>
      <w:sz w:val="40"/>
      <w:szCs w:val="40"/>
    </w:rPr>
  </w:style>
  <w:style w:type="paragraph" w:styleId="Heading6">
    <w:name w:val="heading 6"/>
    <w:basedOn w:val="Normal"/>
    <w:next w:val="Normal"/>
    <w:pPr>
      <w:keepNext w:val="1"/>
      <w:keepLines w:val="1"/>
      <w:tabs>
        <w:tab w:val="right" w:pos="9030"/>
      </w:tabs>
      <w:spacing w:line="276" w:lineRule="auto"/>
      <w:jc w:val="center"/>
    </w:pPr>
    <w:rPr>
      <w:sz w:val="30"/>
      <w:szCs w:val="30"/>
    </w:rPr>
  </w:style>
  <w:style w:type="paragraph" w:styleId="Title">
    <w:name w:val="Title"/>
    <w:basedOn w:val="Normal"/>
    <w:next w:val="Normal"/>
    <w:pPr>
      <w:keepNext w:val="1"/>
      <w:keepLines w:val="1"/>
      <w:tabs>
        <w:tab w:val="right" w:pos="9030"/>
      </w:tabs>
    </w:pPr>
    <w:rPr>
      <w:rFonts w:ascii="Montserrat" w:cs="Montserrat" w:eastAsia="Montserrat" w:hAnsi="Montserrat"/>
      <w:b w:val="1"/>
      <w:sz w:val="64"/>
      <w:szCs w:val="64"/>
    </w:rPr>
  </w:style>
  <w:style w:type="paragraph" w:styleId="Subtitle">
    <w:name w:val="Subtitle"/>
    <w:basedOn w:val="Normal"/>
    <w:next w:val="Normal"/>
    <w:pPr>
      <w:keepNext w:val="1"/>
      <w:keepLines w:val="1"/>
      <w:tabs>
        <w:tab w:val="right" w:pos="9030"/>
      </w:tabs>
    </w:pPr>
    <w:rPr>
      <w:sz w:val="60"/>
      <w:szCs w:val="6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hyperlink" Target="https://eips.ethereum.org/EIPS/eip-1155" TargetMode="External"/><Relationship Id="rId10" Type="http://schemas.openxmlformats.org/officeDocument/2006/relationships/hyperlink" Target="https://eips.ethereum.org/EIPS/eip-777" TargetMode="External"/><Relationship Id="rId21" Type="http://schemas.openxmlformats.org/officeDocument/2006/relationships/footer" Target="footer2.xml"/><Relationship Id="rId13" Type="http://schemas.openxmlformats.org/officeDocument/2006/relationships/hyperlink" Target="https://tr.rbxcdn.com/3551af254864fa8392f9f5e378d89dfd/352/352/Avatar/Png"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eips.ethereum.org/EIPS/eip-721" TargetMode="External"/><Relationship Id="rId15" Type="http://schemas.openxmlformats.org/officeDocument/2006/relationships/hyperlink" Target="https://www.canva.com/photos/MADesP-KSXI-man-unlock-his-mobile-phone-with-facial-recognition-and-authentication-technology/" TargetMode="External"/><Relationship Id="rId14" Type="http://schemas.openxmlformats.org/officeDocument/2006/relationships/image" Target="media/image5.png"/><Relationship Id="rId17" Type="http://schemas.openxmlformats.org/officeDocument/2006/relationships/hyperlink" Target="https://metamask.io/" TargetMode="External"/><Relationship Id="rId16" Type="http://schemas.openxmlformats.org/officeDocument/2006/relationships/hyperlink" Target="https://eidoo.io/crypto-wallet" TargetMode="External"/><Relationship Id="rId5" Type="http://schemas.openxmlformats.org/officeDocument/2006/relationships/numbering" Target="numbering.xml"/><Relationship Id="rId19" Type="http://schemas.openxmlformats.org/officeDocument/2006/relationships/header" Target="header2.xml"/><Relationship Id="rId6" Type="http://schemas.openxmlformats.org/officeDocument/2006/relationships/styles" Target="styles.xml"/><Relationship Id="rId18" Type="http://schemas.openxmlformats.org/officeDocument/2006/relationships/header" Target="header1.xml"/><Relationship Id="rId7" Type="http://schemas.openxmlformats.org/officeDocument/2006/relationships/image" Target="media/image6.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www.linkedin.com/company/confidential2" TargetMode="External"/><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